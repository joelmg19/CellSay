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B20F56" w14:textId="77777777" w:rsidR="00A702F4" w:rsidRDefault="00A702F4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A702F4" w14:paraId="079B18CF" w14:textId="77777777">
        <w:trPr>
          <w:trHeight w:val="2192"/>
        </w:trPr>
        <w:tc>
          <w:tcPr>
            <w:tcW w:w="835" w:type="dxa"/>
          </w:tcPr>
          <w:p w14:paraId="12033960" w14:textId="77777777" w:rsidR="00A702F4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69543082" wp14:editId="5DD5DB2B">
                  <wp:extent cx="393640" cy="444500"/>
                  <wp:effectExtent l="0" t="0" r="0" b="0"/>
                  <wp:docPr id="1758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20BCD744" w14:textId="77777777" w:rsidR="00A702F4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Esta pauta tiene como objetivo ayudarte a monitorear el desarrollo de tu Proyecto APT, reflexionando sobre tus avances de acuerdo con lo planificado en la fase anterior y recibiendo retroalimentación de tus </w:t>
            </w:r>
            <w:proofErr w:type="spellStart"/>
            <w:r>
              <w:rPr>
                <w:sz w:val="24"/>
                <w:szCs w:val="24"/>
              </w:rPr>
              <w:t>pares</w:t>
            </w:r>
            <w:proofErr w:type="spellEnd"/>
            <w:r>
              <w:rPr>
                <w:sz w:val="24"/>
                <w:szCs w:val="24"/>
              </w:rPr>
              <w:t xml:space="preserve"> y docentes que te permita hacer los ajustes necesarios para cumplir con los objetivos de tu proyecto. Esta pauta debe ser respondida con tu grupo. </w:t>
            </w:r>
          </w:p>
        </w:tc>
      </w:tr>
    </w:tbl>
    <w:p w14:paraId="64136D27" w14:textId="77777777" w:rsidR="00A702F4" w:rsidRDefault="00A702F4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A702F4" w14:paraId="766D4CD7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584F5499" w14:textId="77777777" w:rsidR="00A702F4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completar esta guía y, posteriormente, cargarla en la sección de reflexión de la Fase 2, para retroalimentación de tu docente.</w:t>
            </w:r>
          </w:p>
        </w:tc>
      </w:tr>
    </w:tbl>
    <w:p w14:paraId="5A29DD73" w14:textId="77777777" w:rsidR="00A702F4" w:rsidRDefault="00A702F4">
      <w:pPr>
        <w:spacing w:after="0" w:line="360" w:lineRule="auto"/>
        <w:jc w:val="both"/>
        <w:rPr>
          <w:b/>
          <w:sz w:val="24"/>
          <w:szCs w:val="24"/>
        </w:rPr>
      </w:pPr>
    </w:p>
    <w:p w14:paraId="13215CAC" w14:textId="77777777" w:rsidR="00A702F4" w:rsidRDefault="00A702F4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702F4" w14:paraId="789DBBC5" w14:textId="77777777">
        <w:trPr>
          <w:trHeight w:val="440"/>
        </w:trPr>
        <w:tc>
          <w:tcPr>
            <w:tcW w:w="10076" w:type="dxa"/>
            <w:vAlign w:val="center"/>
          </w:tcPr>
          <w:p w14:paraId="01ECE870" w14:textId="77777777" w:rsidR="00A702F4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Mira </w:t>
            </w:r>
            <w:proofErr w:type="spellStart"/>
            <w:r>
              <w:rPr>
                <w:sz w:val="24"/>
                <w:szCs w:val="24"/>
              </w:rPr>
              <w:t>tu</w:t>
            </w:r>
            <w:proofErr w:type="spellEnd"/>
            <w:r>
              <w:rPr>
                <w:sz w:val="24"/>
                <w:szCs w:val="24"/>
              </w:rPr>
              <w:t xml:space="preserve"> carta Gantt y reflexiona sobre los avances de tu Proyecto APT</w:t>
            </w:r>
          </w:p>
        </w:tc>
      </w:tr>
      <w:tr w:rsidR="00A702F4" w14:paraId="019712A7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56395F6A" w14:textId="77777777" w:rsidR="00A702F4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¿Has podido cumplir todas las actividades en los tiempos definidos? ¿Qué factores han facilitado o dificultado el desarrollo de las actividades de tu plan de trabajo?</w:t>
            </w:r>
          </w:p>
          <w:p w14:paraId="720E572C" w14:textId="77777777" w:rsidR="00A702F4" w:rsidRDefault="00A702F4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2B3321E1" w14:textId="12B61F6C" w:rsidR="00A702F4" w:rsidRPr="00D4571F" w:rsidRDefault="00D4571F">
            <w:pPr>
              <w:jc w:val="both"/>
              <w:rPr>
                <w:sz w:val="24"/>
                <w:szCs w:val="24"/>
              </w:rPr>
            </w:pPr>
            <w:r w:rsidRPr="00D4571F">
              <w:rPr>
                <w:sz w:val="24"/>
                <w:szCs w:val="24"/>
              </w:rPr>
              <w:t xml:space="preserve">En ocasiones anteriores había trabajado con Android </w:t>
            </w:r>
            <w:proofErr w:type="spellStart"/>
            <w:r w:rsidRPr="00D4571F">
              <w:rPr>
                <w:sz w:val="24"/>
                <w:szCs w:val="24"/>
              </w:rPr>
              <w:t>studio</w:t>
            </w:r>
            <w:proofErr w:type="spellEnd"/>
            <w:r w:rsidRPr="00D4571F">
              <w:rPr>
                <w:sz w:val="24"/>
                <w:szCs w:val="24"/>
              </w:rPr>
              <w:t xml:space="preserve">, pero nunca había trabajado con Dart y </w:t>
            </w:r>
            <w:proofErr w:type="spellStart"/>
            <w:r w:rsidRPr="00D4571F">
              <w:rPr>
                <w:sz w:val="24"/>
                <w:szCs w:val="24"/>
              </w:rPr>
              <w:t>Flutter</w:t>
            </w:r>
            <w:proofErr w:type="spellEnd"/>
            <w:r w:rsidRPr="00D4571F">
              <w:rPr>
                <w:sz w:val="24"/>
                <w:szCs w:val="24"/>
              </w:rPr>
              <w:t>, por lo que estuve viendo videos e investigando como usarlo, son parecidas a otras herramientas por lo que pude avanzar sin tanto retraso.</w:t>
            </w:r>
          </w:p>
          <w:p w14:paraId="63A787FB" w14:textId="77777777" w:rsidR="00A702F4" w:rsidRDefault="00A702F4">
            <w:pPr>
              <w:jc w:val="both"/>
              <w:rPr>
                <w:b/>
                <w:color w:val="1F4E79"/>
              </w:rPr>
            </w:pPr>
          </w:p>
          <w:p w14:paraId="2D18A0D2" w14:textId="77777777" w:rsidR="00A702F4" w:rsidRDefault="00A702F4">
            <w:pPr>
              <w:jc w:val="both"/>
              <w:rPr>
                <w:b/>
                <w:color w:val="1F4E79"/>
              </w:rPr>
            </w:pPr>
          </w:p>
          <w:p w14:paraId="24DE5CB3" w14:textId="77777777" w:rsidR="00A702F4" w:rsidRDefault="00A702F4">
            <w:pPr>
              <w:jc w:val="both"/>
              <w:rPr>
                <w:b/>
                <w:color w:val="1F4E79"/>
              </w:rPr>
            </w:pPr>
          </w:p>
        </w:tc>
      </w:tr>
    </w:tbl>
    <w:p w14:paraId="1BB3390F" w14:textId="77777777" w:rsidR="00A702F4" w:rsidRDefault="00A702F4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702F4" w14:paraId="3ECA329C" w14:textId="77777777">
        <w:trPr>
          <w:trHeight w:val="440"/>
        </w:trPr>
        <w:tc>
          <w:tcPr>
            <w:tcW w:w="10076" w:type="dxa"/>
            <w:vAlign w:val="center"/>
          </w:tcPr>
          <w:p w14:paraId="45A0A441" w14:textId="77777777" w:rsidR="00A702F4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</w:t>
            </w:r>
          </w:p>
        </w:tc>
      </w:tr>
      <w:tr w:rsidR="00A702F4" w14:paraId="25E666CC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6E04567F" w14:textId="77777777" w:rsidR="00A702F4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¿De qué manera has enfrentado y/o planeas enfrentar las dificultades que han afectado el desarrollo de tu Proyecto APT? </w:t>
            </w:r>
          </w:p>
          <w:p w14:paraId="37773F72" w14:textId="77777777" w:rsidR="00A702F4" w:rsidRDefault="00A702F4">
            <w:pPr>
              <w:jc w:val="both"/>
              <w:rPr>
                <w:b/>
                <w:color w:val="1F4E79"/>
              </w:rPr>
            </w:pPr>
          </w:p>
          <w:p w14:paraId="7E06D41C" w14:textId="446FA15B" w:rsidR="00A702F4" w:rsidRPr="00D4571F" w:rsidRDefault="00D4571F">
            <w:pPr>
              <w:jc w:val="both"/>
              <w:rPr>
                <w:bCs/>
              </w:rPr>
            </w:pPr>
            <w:r w:rsidRPr="00D4571F">
              <w:rPr>
                <w:bCs/>
              </w:rPr>
              <w:t xml:space="preserve">Nos hemos organizado </w:t>
            </w:r>
            <w:r w:rsidR="00E64740" w:rsidRPr="00D4571F">
              <w:rPr>
                <w:bCs/>
              </w:rPr>
              <w:t>más</w:t>
            </w:r>
            <w:r w:rsidRPr="00D4571F">
              <w:rPr>
                <w:bCs/>
              </w:rPr>
              <w:t xml:space="preserve"> como grupo que es nuestro principal talón de Aquiles, dividiéndonos bien la realización de</w:t>
            </w:r>
            <w:r w:rsidR="00E64740">
              <w:rPr>
                <w:bCs/>
              </w:rPr>
              <w:t xml:space="preserve"> </w:t>
            </w:r>
            <w:r w:rsidRPr="00D4571F">
              <w:rPr>
                <w:bCs/>
              </w:rPr>
              <w:t>las funcionalidades</w:t>
            </w:r>
          </w:p>
          <w:p w14:paraId="67042AAF" w14:textId="77777777" w:rsidR="00A702F4" w:rsidRDefault="00A702F4">
            <w:pPr>
              <w:jc w:val="both"/>
              <w:rPr>
                <w:b/>
                <w:color w:val="1F4E79"/>
              </w:rPr>
            </w:pPr>
          </w:p>
        </w:tc>
      </w:tr>
    </w:tbl>
    <w:p w14:paraId="1302772E" w14:textId="77777777" w:rsidR="00A702F4" w:rsidRDefault="00A702F4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0A2D5BC" w14:textId="77777777" w:rsidR="00A702F4" w:rsidRDefault="00A702F4">
      <w:pPr>
        <w:spacing w:after="0" w:line="360" w:lineRule="auto"/>
        <w:jc w:val="both"/>
        <w:rPr>
          <w:b/>
          <w:sz w:val="24"/>
          <w:szCs w:val="24"/>
        </w:rPr>
      </w:pPr>
    </w:p>
    <w:p w14:paraId="61EE65B6" w14:textId="77777777" w:rsidR="00A702F4" w:rsidRDefault="00A702F4">
      <w:pPr>
        <w:spacing w:after="0" w:line="360" w:lineRule="auto"/>
        <w:jc w:val="both"/>
        <w:rPr>
          <w:b/>
          <w:sz w:val="24"/>
          <w:szCs w:val="24"/>
        </w:rPr>
      </w:pPr>
    </w:p>
    <w:p w14:paraId="11C0DDD9" w14:textId="77777777" w:rsidR="00A702F4" w:rsidRDefault="00A702F4">
      <w:pPr>
        <w:spacing w:after="0" w:line="360" w:lineRule="auto"/>
        <w:jc w:val="both"/>
        <w:rPr>
          <w:b/>
          <w:sz w:val="24"/>
          <w:szCs w:val="24"/>
        </w:rPr>
      </w:pPr>
    </w:p>
    <w:p w14:paraId="2F0B826F" w14:textId="77777777" w:rsidR="00A702F4" w:rsidRDefault="00A702F4">
      <w:pPr>
        <w:spacing w:after="0" w:line="360" w:lineRule="auto"/>
        <w:jc w:val="both"/>
        <w:rPr>
          <w:b/>
          <w:sz w:val="24"/>
          <w:szCs w:val="24"/>
        </w:rPr>
      </w:pPr>
    </w:p>
    <w:p w14:paraId="6797A36E" w14:textId="77777777" w:rsidR="00A702F4" w:rsidRDefault="00A702F4">
      <w:pPr>
        <w:spacing w:after="0" w:line="360" w:lineRule="auto"/>
        <w:jc w:val="both"/>
        <w:rPr>
          <w:b/>
          <w:sz w:val="24"/>
          <w:szCs w:val="24"/>
        </w:rPr>
      </w:pPr>
    </w:p>
    <w:p w14:paraId="3F659B43" w14:textId="77777777" w:rsidR="00A702F4" w:rsidRDefault="00A702F4">
      <w:pPr>
        <w:spacing w:after="0" w:line="360" w:lineRule="auto"/>
        <w:jc w:val="both"/>
        <w:rPr>
          <w:b/>
          <w:sz w:val="24"/>
          <w:szCs w:val="24"/>
        </w:rPr>
      </w:pPr>
    </w:p>
    <w:p w14:paraId="38022D2F" w14:textId="77777777" w:rsidR="00A702F4" w:rsidRDefault="00A702F4">
      <w:pPr>
        <w:spacing w:after="0" w:line="360" w:lineRule="auto"/>
        <w:jc w:val="both"/>
        <w:rPr>
          <w:b/>
          <w:sz w:val="24"/>
          <w:szCs w:val="24"/>
        </w:rPr>
      </w:pPr>
    </w:p>
    <w:p w14:paraId="468C47BB" w14:textId="77777777" w:rsidR="00A702F4" w:rsidRDefault="00A702F4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702F4" w14:paraId="75451B46" w14:textId="77777777">
        <w:trPr>
          <w:trHeight w:val="440"/>
        </w:trPr>
        <w:tc>
          <w:tcPr>
            <w:tcW w:w="10076" w:type="dxa"/>
            <w:vAlign w:val="center"/>
          </w:tcPr>
          <w:p w14:paraId="0EA89ABE" w14:textId="77777777" w:rsidR="00A702F4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Hasta el momento:</w:t>
            </w:r>
          </w:p>
        </w:tc>
      </w:tr>
      <w:tr w:rsidR="00A702F4" w14:paraId="406A3C7D" w14:textId="77777777">
        <w:trPr>
          <w:trHeight w:val="1624"/>
        </w:trPr>
        <w:tc>
          <w:tcPr>
            <w:tcW w:w="10076" w:type="dxa"/>
            <w:shd w:val="clear" w:color="auto" w:fill="DEEBF6"/>
            <w:vAlign w:val="center"/>
          </w:tcPr>
          <w:p w14:paraId="77344BBB" w14:textId="77777777" w:rsidR="00A702F4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¿Cómo evalúas tu trabajo? ¿Qué destacas y qué podrías hacer para mejorar tu trabajo? </w:t>
            </w:r>
          </w:p>
          <w:p w14:paraId="2C4A3627" w14:textId="77777777" w:rsidR="00A702F4" w:rsidRDefault="00A702F4">
            <w:pPr>
              <w:jc w:val="both"/>
              <w:rPr>
                <w:b/>
                <w:color w:val="1F4E79"/>
              </w:rPr>
            </w:pPr>
          </w:p>
          <w:p w14:paraId="7E4BE3AC" w14:textId="0F0F7042" w:rsidR="00A702F4" w:rsidRPr="00D4571F" w:rsidRDefault="00D4571F" w:rsidP="00D4571F">
            <w:pPr>
              <w:jc w:val="both"/>
              <w:rPr>
                <w:bCs/>
                <w:color w:val="1F4E79"/>
              </w:rPr>
            </w:pPr>
            <w:r w:rsidRPr="00D4571F">
              <w:rPr>
                <w:bCs/>
              </w:rPr>
              <w:t xml:space="preserve">Siento que he tenido una buena labor, desde la reorganización me he comunicado </w:t>
            </w:r>
            <w:proofErr w:type="spellStart"/>
            <w:r w:rsidRPr="00D4571F">
              <w:rPr>
                <w:bCs/>
              </w:rPr>
              <w:t>mas</w:t>
            </w:r>
            <w:proofErr w:type="spellEnd"/>
            <w:r w:rsidRPr="00D4571F">
              <w:rPr>
                <w:bCs/>
              </w:rPr>
              <w:t xml:space="preserve"> con mi grupo, he actualizado el estado de mis labores con mis compañeros, y he avanzado de manera satisfactoria en las tareas que se me ha encargado.</w:t>
            </w:r>
          </w:p>
        </w:tc>
      </w:tr>
    </w:tbl>
    <w:p w14:paraId="469F5CC1" w14:textId="77777777" w:rsidR="00A702F4" w:rsidRDefault="00A702F4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AB62DAE" w14:textId="77777777" w:rsidR="00A702F4" w:rsidRDefault="00A702F4"/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702F4" w14:paraId="1D2155B0" w14:textId="77777777">
        <w:trPr>
          <w:trHeight w:val="440"/>
        </w:trPr>
        <w:tc>
          <w:tcPr>
            <w:tcW w:w="10076" w:type="dxa"/>
            <w:vAlign w:val="center"/>
          </w:tcPr>
          <w:p w14:paraId="6A0356AF" w14:textId="77777777" w:rsidR="00A702F4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4. Después de reflexionar sobre el avance de tu Proyecto APT</w:t>
            </w:r>
          </w:p>
        </w:tc>
      </w:tr>
      <w:tr w:rsidR="00A702F4" w14:paraId="54B88C88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sdt>
            <w:sdtPr>
              <w:tag w:val="goog_rdk_1"/>
              <w:id w:val="-1477007430"/>
            </w:sdtPr>
            <w:sdtContent>
              <w:p w14:paraId="22E0F9CF" w14:textId="77777777" w:rsidR="00A702F4" w:rsidRDefault="00000000">
                <w:pPr>
                  <w:jc w:val="both"/>
                  <w:rPr>
                    <w:ins w:id="0" w:author="JOEL FRANCISCO MATAMALA GONZALEZ" w:date="2025-10-14T02:44:00Z"/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¿Qué inquietudes te quedan sobre cómo proceder? ¿Qué pregunta te gustaría hacerle a tu docente o a tus pares?</w:t>
                </w:r>
                <w:sdt>
                  <w:sdtPr>
                    <w:tag w:val="goog_rdk_0"/>
                    <w:id w:val="-143423103"/>
                  </w:sdtPr>
                  <w:sdtContent/>
                </w:sdt>
              </w:p>
            </w:sdtContent>
          </w:sdt>
          <w:sdt>
            <w:sdtPr>
              <w:tag w:val="goog_rdk_3"/>
              <w:id w:val="-1629069416"/>
            </w:sdtPr>
            <w:sdtContent>
              <w:p w14:paraId="2BDC4EDF" w14:textId="19039AC9" w:rsidR="00A702F4" w:rsidRDefault="00000000" w:rsidP="00D4571F">
                <w:pPr>
                  <w:jc w:val="center"/>
                  <w:rPr>
                    <w:ins w:id="1" w:author="JOEL FRANCISCO MATAMALA GONZALEZ" w:date="2025-10-14T02:44:00Z"/>
                    <w:sz w:val="24"/>
                    <w:szCs w:val="24"/>
                  </w:rPr>
                </w:pPr>
                <w:sdt>
                  <w:sdtPr>
                    <w:tag w:val="goog_rdk_2"/>
                    <w:id w:val="644010790"/>
                    <w:showingPlcHdr/>
                  </w:sdtPr>
                  <w:sdtContent>
                    <w:r w:rsidR="00D4571F">
                      <w:t xml:space="preserve">     </w:t>
                    </w:r>
                  </w:sdtContent>
                </w:sdt>
              </w:p>
            </w:sdtContent>
          </w:sdt>
          <w:p w14:paraId="1C596046" w14:textId="77777777" w:rsidR="00A702F4" w:rsidRDefault="00A702F4">
            <w:pPr>
              <w:jc w:val="both"/>
              <w:rPr>
                <w:b/>
                <w:color w:val="1F4E79"/>
              </w:rPr>
            </w:pPr>
          </w:p>
          <w:sdt>
            <w:sdtPr>
              <w:tag w:val="goog_rdk_7"/>
              <w:id w:val="1220556743"/>
            </w:sdtPr>
            <w:sdtContent>
              <w:p w14:paraId="6CA04A6F" w14:textId="77777777" w:rsidR="00D4571F" w:rsidRPr="00E64740" w:rsidRDefault="00D4571F" w:rsidP="00D4571F">
                <w:pPr>
                  <w:jc w:val="both"/>
                  <w:rPr>
                    <w:color w:val="767171"/>
                    <w:sz w:val="24"/>
                    <w:szCs w:val="24"/>
                  </w:rPr>
                </w:pPr>
                <w:r>
                  <w:t>Me inquieta el tiempo y si llegaremos a cumplir con el plazo establecido, y que en veces mi equipo no es muy comunicativo, pero si trabaja.</w:t>
                </w:r>
              </w:p>
            </w:sdtContent>
          </w:sdt>
          <w:p w14:paraId="2BCF11CE" w14:textId="77777777" w:rsidR="00A702F4" w:rsidRDefault="00A702F4">
            <w:pPr>
              <w:jc w:val="both"/>
              <w:rPr>
                <w:b/>
                <w:color w:val="1F4E79"/>
              </w:rPr>
            </w:pPr>
          </w:p>
          <w:p w14:paraId="41EAE467" w14:textId="77777777" w:rsidR="00A702F4" w:rsidRDefault="00A702F4">
            <w:pPr>
              <w:jc w:val="both"/>
              <w:rPr>
                <w:b/>
                <w:color w:val="1F4E79"/>
              </w:rPr>
            </w:pPr>
          </w:p>
          <w:p w14:paraId="6B4911B7" w14:textId="77777777" w:rsidR="00A702F4" w:rsidRDefault="00A702F4">
            <w:pPr>
              <w:jc w:val="both"/>
              <w:rPr>
                <w:b/>
                <w:color w:val="1F4E79"/>
              </w:rPr>
            </w:pPr>
          </w:p>
          <w:p w14:paraId="6D399290" w14:textId="77777777" w:rsidR="00A702F4" w:rsidRDefault="00A702F4">
            <w:pPr>
              <w:jc w:val="both"/>
              <w:rPr>
                <w:b/>
                <w:color w:val="1F4E79"/>
              </w:rPr>
            </w:pPr>
          </w:p>
        </w:tc>
      </w:tr>
    </w:tbl>
    <w:p w14:paraId="46F41EBD" w14:textId="77777777" w:rsidR="00A702F4" w:rsidRDefault="00A702F4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1E4C10A1" w14:textId="77777777" w:rsidR="00A702F4" w:rsidRDefault="00A702F4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5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702F4" w14:paraId="51D73C1B" w14:textId="77777777">
        <w:trPr>
          <w:trHeight w:val="440"/>
        </w:trPr>
        <w:tc>
          <w:tcPr>
            <w:tcW w:w="10076" w:type="dxa"/>
            <w:vAlign w:val="center"/>
          </w:tcPr>
          <w:p w14:paraId="6726AD67" w14:textId="77777777" w:rsidR="00A702F4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5. A partir de esta instancia de monitoreo de su Proyecto APT</w:t>
            </w:r>
          </w:p>
        </w:tc>
      </w:tr>
      <w:tr w:rsidR="00A702F4" w14:paraId="2762B02F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4929C308" w14:textId="77777777" w:rsidR="00A702F4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¿Consideran que las actividades deben ser redistribuidas entre los miembros del grupo? ¿Hay nuevas actividades que deban ser asignadas a algún miembro del grupo?</w:t>
            </w:r>
          </w:p>
          <w:p w14:paraId="622BE0F9" w14:textId="77777777" w:rsidR="00A702F4" w:rsidRDefault="00A702F4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07C212E3" w14:textId="5E995794" w:rsidR="00A702F4" w:rsidRDefault="00000000" w:rsidP="00D4571F">
            <w:pPr>
              <w:spacing w:before="240" w:after="240"/>
              <w:jc w:val="both"/>
              <w:rPr>
                <w:color w:val="767171"/>
                <w:sz w:val="24"/>
                <w:szCs w:val="24"/>
              </w:rPr>
            </w:pPr>
            <w:sdt>
              <w:sdtPr>
                <w:tag w:val="goog_rdk_11"/>
                <w:id w:val="749013792"/>
              </w:sdtPr>
              <w:sdtEndPr>
                <w:rPr>
                  <w:color w:val="767171"/>
                  <w:sz w:val="24"/>
                  <w:szCs w:val="24"/>
                </w:rPr>
              </w:sdtEndPr>
              <w:sdtContent>
                <w:sdt>
                  <w:sdtPr>
                    <w:tag w:val="goog_rdk_9"/>
                    <w:id w:val="617298403"/>
                    <w:showingPlcHdr/>
                  </w:sdtPr>
                  <w:sdtEndPr>
                    <w:rPr>
                      <w:color w:val="767171"/>
                      <w:sz w:val="24"/>
                      <w:szCs w:val="24"/>
                    </w:rPr>
                  </w:sdtEndPr>
                  <w:sdtContent>
                    <w:r w:rsidR="00D4571F">
                      <w:t xml:space="preserve">     </w:t>
                    </w:r>
                  </w:sdtContent>
                </w:sdt>
              </w:sdtContent>
            </w:sdt>
          </w:p>
          <w:p w14:paraId="3B5B4ED4" w14:textId="6FDCDF82" w:rsidR="00A702F4" w:rsidRDefault="00D4571F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Para </w:t>
            </w:r>
            <w:r w:rsidR="00E64740">
              <w:rPr>
                <w:color w:val="767171"/>
                <w:sz w:val="24"/>
                <w:szCs w:val="24"/>
              </w:rPr>
              <w:t>un avance más rápido</w:t>
            </w:r>
            <w:r>
              <w:rPr>
                <w:color w:val="767171"/>
                <w:sz w:val="24"/>
                <w:szCs w:val="24"/>
              </w:rPr>
              <w:t xml:space="preserve"> es necesario distribuirnos las tareas en honor al tiempo, cada uno sabe lo que tiene que hacer y lo que tendrá que hacer después de eso.</w:t>
            </w:r>
          </w:p>
          <w:p w14:paraId="38EBF5FB" w14:textId="77777777" w:rsidR="00A702F4" w:rsidRDefault="00A702F4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4F48654A" w14:textId="77777777" w:rsidR="00A702F4" w:rsidRDefault="00A702F4">
            <w:pPr>
              <w:jc w:val="both"/>
              <w:rPr>
                <w:b/>
                <w:color w:val="1F4E79"/>
              </w:rPr>
            </w:pPr>
          </w:p>
        </w:tc>
      </w:tr>
    </w:tbl>
    <w:p w14:paraId="100DCEEC" w14:textId="77777777" w:rsidR="00A702F4" w:rsidRDefault="00A702F4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C8A98F9" w14:textId="77777777" w:rsidR="00D4571F" w:rsidRDefault="00D4571F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CC7F106" w14:textId="77777777" w:rsidR="00A702F4" w:rsidRDefault="00A702F4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6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702F4" w14:paraId="61CE2406" w14:textId="77777777">
        <w:trPr>
          <w:trHeight w:val="440"/>
        </w:trPr>
        <w:tc>
          <w:tcPr>
            <w:tcW w:w="10076" w:type="dxa"/>
            <w:vAlign w:val="center"/>
          </w:tcPr>
          <w:p w14:paraId="1D76635A" w14:textId="77777777" w:rsidR="00A702F4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6. APT  grupal</w:t>
            </w:r>
          </w:p>
        </w:tc>
      </w:tr>
      <w:tr w:rsidR="00A702F4" w14:paraId="50E3C8EF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3C48DA17" w14:textId="77777777" w:rsidR="00A702F4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¿Cómo evalúan el trabajo en grupo? ¿Qué aspectos positivos destacan? ¿Qué aspectos podrían mejorar?</w:t>
            </w:r>
          </w:p>
          <w:p w14:paraId="51E36B03" w14:textId="77777777" w:rsidR="00A702F4" w:rsidRDefault="00A702F4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4F5D993F" w14:textId="547E0C54" w:rsidR="00A702F4" w:rsidRDefault="009A1337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En base a entregas anteriores ha mejorado </w:t>
            </w:r>
            <w:r w:rsidR="00E44123">
              <w:rPr>
                <w:color w:val="767171"/>
                <w:sz w:val="24"/>
                <w:szCs w:val="24"/>
              </w:rPr>
              <w:t xml:space="preserve">el trabajo en grupo, hay compañeros que por ahí no son tan comunicativos como a uno le </w:t>
            </w:r>
            <w:r w:rsidR="00E64740">
              <w:rPr>
                <w:color w:val="767171"/>
                <w:sz w:val="24"/>
                <w:szCs w:val="24"/>
              </w:rPr>
              <w:t>gustaría,</w:t>
            </w:r>
            <w:r w:rsidR="00E44123">
              <w:rPr>
                <w:color w:val="767171"/>
                <w:sz w:val="24"/>
                <w:szCs w:val="24"/>
              </w:rPr>
              <w:t xml:space="preserve"> pero aportan trabajando, mejoraría la comunicación para saber en </w:t>
            </w:r>
            <w:r w:rsidR="00E64740">
              <w:rPr>
                <w:color w:val="767171"/>
                <w:sz w:val="24"/>
                <w:szCs w:val="24"/>
              </w:rPr>
              <w:t>qué</w:t>
            </w:r>
            <w:r w:rsidR="00E44123">
              <w:rPr>
                <w:color w:val="767171"/>
                <w:sz w:val="24"/>
                <w:szCs w:val="24"/>
              </w:rPr>
              <w:t xml:space="preserve"> </w:t>
            </w:r>
            <w:r w:rsidR="00E64740">
              <w:rPr>
                <w:color w:val="767171"/>
                <w:sz w:val="24"/>
                <w:szCs w:val="24"/>
              </w:rPr>
              <w:t xml:space="preserve">está </w:t>
            </w:r>
            <w:r w:rsidR="00E44123">
              <w:rPr>
                <w:color w:val="767171"/>
                <w:sz w:val="24"/>
                <w:szCs w:val="24"/>
              </w:rPr>
              <w:t>trabajando cada uno.</w:t>
            </w:r>
          </w:p>
          <w:p w14:paraId="54CCD3BC" w14:textId="77777777" w:rsidR="00A702F4" w:rsidRDefault="00A702F4">
            <w:pPr>
              <w:jc w:val="both"/>
              <w:rPr>
                <w:b/>
                <w:color w:val="1F4E79"/>
              </w:rPr>
            </w:pPr>
          </w:p>
        </w:tc>
      </w:tr>
    </w:tbl>
    <w:p w14:paraId="4DA05968" w14:textId="77777777" w:rsidR="00A702F4" w:rsidRDefault="00A702F4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1B92C9CB" w14:textId="77777777" w:rsidR="00A702F4" w:rsidRDefault="00A702F4">
      <w:pPr>
        <w:spacing w:after="0" w:line="360" w:lineRule="auto"/>
        <w:jc w:val="both"/>
        <w:rPr>
          <w:b/>
          <w:sz w:val="24"/>
          <w:szCs w:val="24"/>
        </w:rPr>
      </w:pPr>
    </w:p>
    <w:sectPr w:rsidR="00A702F4">
      <w:headerReference w:type="default" r:id="rId8"/>
      <w:footerReference w:type="default" r:id="rId9"/>
      <w:headerReference w:type="first" r:id="rId10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2F59EA" w14:textId="77777777" w:rsidR="00D63084" w:rsidRDefault="00D63084">
      <w:pPr>
        <w:spacing w:after="0" w:line="240" w:lineRule="auto"/>
      </w:pPr>
      <w:r>
        <w:separator/>
      </w:r>
    </w:p>
  </w:endnote>
  <w:endnote w:type="continuationSeparator" w:id="0">
    <w:p w14:paraId="0116A650" w14:textId="77777777" w:rsidR="00D63084" w:rsidRDefault="00D630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9DC1AF2-9D78-4B51-AD73-3714AD1C0454}"/>
    <w:embedBold r:id="rId2" w:fontKey="{FBFF5357-88ED-4FC2-8DA1-EBC2A7E911D7}"/>
    <w:embedBoldItalic r:id="rId3" w:fontKey="{0BDA07E0-E0B8-41EC-8E0B-340FF0BE093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165491E3-4A7F-4C6E-A884-7857D5749433}"/>
    <w:embedItalic r:id="rId5" w:fontKey="{B17CBF97-4F05-4EDF-B7E9-580E68ED962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D0C98EF3-3481-46A3-B762-E63F73E5B36A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7" w:fontKey="{790C3732-DAEE-443C-BEB3-4371B42C340E}"/>
    <w:embedBold r:id="rId8" w:fontKey="{0FD77779-C6B5-4B39-92B2-FDDA7D6974A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B0D428" w14:textId="77777777" w:rsidR="00A702F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2DD5C236" wp14:editId="7C886575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36984688" name="Grupo 36984688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43667986" name="Rectángulo 143667986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BBB1435" w14:textId="77777777" w:rsidR="00A702F4" w:rsidRDefault="00A702F4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46180690" name="Rectángulo 1746180690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DB0950B" w14:textId="77777777" w:rsidR="00A702F4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850507504" name="Grupo 850507504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2087008528" name="Conector: angular 2087008528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47136559" name="Conector: angular 147136559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2DD5C236" id="Grupo 17579" o:spid="_x0000_s1026" style="position:absolute;margin-left:-53.85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">
              <v:group id="Grupo 36984688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">
                <v:rect id="Rectángulo 143667986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" filled="f" stroked="f">
                  <v:textbox inset="2.53958mm,2.53958mm,2.53958mm,2.53958mm">
                    <w:txbxContent>
                      <w:p w14:paraId="7BBB1435" w14:textId="77777777" w:rsidR="00A702F4" w:rsidRDefault="00A702F4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1746180690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" filled="f" stroked="f">
                  <v:textbox inset="0,0,0,0">
                    <w:txbxContent>
                      <w:p w14:paraId="3DB0950B" w14:textId="77777777" w:rsidR="00A702F4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850507504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2087008528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" adj="199423" strokecolor="#a5a5a5"/>
                  <v:shape id="Conector: angular 147136559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F6394B" w14:textId="77777777" w:rsidR="00D63084" w:rsidRDefault="00D63084">
      <w:pPr>
        <w:spacing w:after="0" w:line="240" w:lineRule="auto"/>
      </w:pPr>
      <w:r>
        <w:separator/>
      </w:r>
    </w:p>
  </w:footnote>
  <w:footnote w:type="continuationSeparator" w:id="0">
    <w:p w14:paraId="41BB1397" w14:textId="77777777" w:rsidR="00D63084" w:rsidRDefault="00D630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A3D2B3" w14:textId="77777777" w:rsidR="00A702F4" w:rsidRDefault="00A702F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7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A702F4" w14:paraId="33993681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5FD6D645" w14:textId="77777777" w:rsidR="00A702F4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4FE70C94" w14:textId="77777777" w:rsidR="00A702F4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  <w:p w14:paraId="6DDA58BD" w14:textId="77777777" w:rsidR="00A702F4" w:rsidRDefault="00A702F4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6C8B35BB" w14:textId="77777777" w:rsidR="00A702F4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1FA3EF4A" wp14:editId="6F1FB0FD">
                <wp:extent cx="1996440" cy="428625"/>
                <wp:effectExtent l="0" t="0" r="0" b="0"/>
                <wp:docPr id="17582" name="image4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7CCB82D" w14:textId="77777777" w:rsidR="00A702F4" w:rsidRDefault="00A702F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3D56B3" w14:textId="77777777" w:rsidR="00A702F4" w:rsidRDefault="00A702F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8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6"/>
      <w:gridCol w:w="5918"/>
      <w:gridCol w:w="3382"/>
    </w:tblGrid>
    <w:tr w:rsidR="00A702F4" w14:paraId="0FB11670" w14:textId="77777777">
      <w:trPr>
        <w:trHeight w:val="1091"/>
      </w:trPr>
      <w:tc>
        <w:tcPr>
          <w:tcW w:w="786" w:type="dxa"/>
          <w:tcBorders>
            <w:top w:val="nil"/>
            <w:left w:val="nil"/>
            <w:bottom w:val="nil"/>
            <w:right w:val="nil"/>
          </w:tcBorders>
        </w:tcPr>
        <w:p w14:paraId="2533CB19" w14:textId="77777777" w:rsidR="00A702F4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7A94386" wp14:editId="539035A2">
                <wp:extent cx="361950" cy="581025"/>
                <wp:effectExtent l="0" t="0" r="0" b="0"/>
                <wp:docPr id="17581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950" cy="5810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18" w:type="dxa"/>
          <w:tcBorders>
            <w:top w:val="nil"/>
            <w:left w:val="nil"/>
            <w:bottom w:val="nil"/>
            <w:right w:val="nil"/>
          </w:tcBorders>
        </w:tcPr>
        <w:p w14:paraId="4F034F27" w14:textId="77777777" w:rsidR="00A702F4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4D007989" w14:textId="77777777" w:rsidR="00A702F4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26436BF7" w14:textId="77777777" w:rsidR="00A702F4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2</w:t>
          </w:r>
        </w:p>
        <w:p w14:paraId="0391AB7D" w14:textId="77777777" w:rsidR="00A702F4" w:rsidRDefault="00A702F4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82" w:type="dxa"/>
          <w:tcBorders>
            <w:top w:val="nil"/>
            <w:left w:val="nil"/>
            <w:bottom w:val="nil"/>
            <w:right w:val="nil"/>
          </w:tcBorders>
        </w:tcPr>
        <w:p w14:paraId="066C9C33" w14:textId="77777777" w:rsidR="00A702F4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E666C67" wp14:editId="1A59A27B">
                <wp:extent cx="1895475" cy="466725"/>
                <wp:effectExtent l="0" t="0" r="0" b="0"/>
                <wp:docPr id="17583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5475" cy="4667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7B68C39" w14:textId="77777777" w:rsidR="00A702F4" w:rsidRDefault="00A702F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02F4"/>
    <w:rsid w:val="000849B9"/>
    <w:rsid w:val="008B5003"/>
    <w:rsid w:val="009A1337"/>
    <w:rsid w:val="00A702F4"/>
    <w:rsid w:val="00D4571F"/>
    <w:rsid w:val="00D63084"/>
    <w:rsid w:val="00DC2CFF"/>
    <w:rsid w:val="00E44123"/>
    <w:rsid w:val="00E64740"/>
    <w:rsid w:val="00F27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E9C133"/>
  <w15:docId w15:val="{9FAB5861-5812-4CE6-88EE-3ADA9394C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cieLCb1rdEYLAsKgBTO02nm2sCQ==">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</Pages>
  <Words>450</Words>
  <Characters>2260</Characters>
  <Application>Microsoft Office Word</Application>
  <DocSecurity>0</DocSecurity>
  <Lines>83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Fernando Arévalo Arce</cp:lastModifiedBy>
  <cp:revision>5</cp:revision>
  <dcterms:created xsi:type="dcterms:W3CDTF">2025-10-07T15:29:00Z</dcterms:created>
  <dcterms:modified xsi:type="dcterms:W3CDTF">2025-10-21T17:26:00Z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